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080001" w14:textId="77777777" w:rsidR="00245A0E" w:rsidRDefault="00245A0E" w:rsidP="00245A0E">
      <w:pPr>
        <w:pStyle w:val="2"/>
      </w:pPr>
      <w:r>
        <w:rPr>
          <w:rFonts w:hint="eastAsia"/>
        </w:rPr>
        <w:t xml:space="preserve">1 </w:t>
      </w:r>
      <w:r w:rsidR="0074059D">
        <w:rPr>
          <w:rFonts w:hint="eastAsia"/>
        </w:rPr>
        <w:t>测试</w:t>
      </w:r>
      <w:r w:rsidR="00335CFC">
        <w:rPr>
          <w:rFonts w:hint="eastAsia"/>
        </w:rPr>
        <w:t>说明</w:t>
      </w:r>
    </w:p>
    <w:p w14:paraId="12F4D678" w14:textId="77777777" w:rsidR="00335CFC" w:rsidRDefault="00F240E5" w:rsidP="00F240E5">
      <w:pPr>
        <w:pStyle w:val="3"/>
        <w:numPr>
          <w:ilvl w:val="1"/>
          <w:numId w:val="4"/>
        </w:numPr>
      </w:pPr>
      <w:r>
        <w:rPr>
          <w:rFonts w:hint="eastAsia"/>
        </w:rPr>
        <w:t>测试方式</w:t>
      </w:r>
    </w:p>
    <w:p w14:paraId="55D48499" w14:textId="77777777" w:rsidR="00F240E5" w:rsidRDefault="00F240E5" w:rsidP="00F240E5">
      <w:pPr>
        <w:ind w:firstLine="420"/>
      </w:pPr>
      <w:r>
        <w:rPr>
          <w:rFonts w:hint="eastAsia"/>
        </w:rPr>
        <w:t>组间测试在与被测试组协调之后，采取</w:t>
      </w:r>
      <w:r w:rsidR="00EB7989">
        <w:rPr>
          <w:rFonts w:hint="eastAsia"/>
        </w:rPr>
        <w:t>在被测组环境下，参照测试需求说明书与软件需求说明书的形式进行测试。</w:t>
      </w:r>
    </w:p>
    <w:p w14:paraId="54EFB49A" w14:textId="77777777" w:rsidR="00CF6D2D" w:rsidRDefault="00CF6D2D" w:rsidP="00CF6D2D">
      <w:pPr>
        <w:pStyle w:val="3"/>
        <w:numPr>
          <w:ilvl w:val="1"/>
          <w:numId w:val="4"/>
        </w:numPr>
      </w:pPr>
      <w:r>
        <w:rPr>
          <w:rFonts w:hint="eastAsia"/>
        </w:rPr>
        <w:t>测试说明</w:t>
      </w:r>
    </w:p>
    <w:p w14:paraId="0AF05BAE" w14:textId="77777777" w:rsidR="007B5942" w:rsidRPr="007B5942" w:rsidRDefault="00EB7989" w:rsidP="00EB7989">
      <w:pPr>
        <w:ind w:left="420"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C</w:t>
      </w:r>
      <w:r>
        <w:rPr>
          <w:rFonts w:hint="eastAsia"/>
        </w:rPr>
        <w:t>组的每个测试用例，进行实地测试，按照测试用例进行输入输出，比较结果，进行测试。</w:t>
      </w:r>
    </w:p>
    <w:p w14:paraId="41F9CC9F" w14:textId="77777777" w:rsidR="005119E9" w:rsidRDefault="00245A0E" w:rsidP="00245A0E">
      <w:pPr>
        <w:pStyle w:val="2"/>
      </w:pPr>
      <w:r>
        <w:rPr>
          <w:rFonts w:hint="eastAsia"/>
        </w:rPr>
        <w:t xml:space="preserve">2 </w:t>
      </w:r>
      <w:r w:rsidR="00532C0E">
        <w:rPr>
          <w:rFonts w:hint="eastAsia"/>
        </w:rPr>
        <w:t>测试内容</w:t>
      </w:r>
    </w:p>
    <w:p w14:paraId="272BC242" w14:textId="77777777" w:rsidR="00532C0E" w:rsidRDefault="00204BBA" w:rsidP="00204BBA">
      <w:pPr>
        <w:pStyle w:val="3"/>
      </w:pPr>
      <w:r>
        <w:rPr>
          <w:rFonts w:hint="eastAsia"/>
        </w:rPr>
        <w:t xml:space="preserve">2.1 </w:t>
      </w:r>
      <w:r w:rsidR="00226454">
        <w:rPr>
          <w:rFonts w:hint="eastAsia"/>
        </w:rPr>
        <w:t>测试项</w:t>
      </w:r>
    </w:p>
    <w:p w14:paraId="54C8374A" w14:textId="77777777" w:rsidR="00532C0E" w:rsidRDefault="00355497" w:rsidP="00532C0E">
      <w:pPr>
        <w:pStyle w:val="a5"/>
        <w:ind w:left="570" w:firstLineChars="0" w:firstLine="0"/>
      </w:pPr>
      <w:r>
        <w:rPr>
          <w:rFonts w:hint="eastAsia"/>
        </w:rPr>
        <w:t>该部分测试了</w:t>
      </w:r>
      <w:r>
        <w:rPr>
          <w:rFonts w:hint="eastAsia"/>
        </w:rPr>
        <w:t>B</w:t>
      </w:r>
      <w:r>
        <w:rPr>
          <w:rFonts w:hint="eastAsia"/>
        </w:rPr>
        <w:t>组</w:t>
      </w:r>
      <w:r>
        <w:rPr>
          <w:rFonts w:hint="eastAsia"/>
        </w:rPr>
        <w:t>Blade</w:t>
      </w:r>
      <w:r>
        <w:rPr>
          <w:rFonts w:hint="eastAsia"/>
        </w:rPr>
        <w:t>项目中的单元测试，测试的</w:t>
      </w:r>
      <w:r w:rsidR="00FC5D38">
        <w:rPr>
          <w:rFonts w:hint="eastAsia"/>
        </w:rPr>
        <w:t>对象和测试项</w:t>
      </w:r>
      <w:r>
        <w:rPr>
          <w:rFonts w:hint="eastAsia"/>
        </w:rPr>
        <w:t>如下表格：</w:t>
      </w:r>
    </w:p>
    <w:tbl>
      <w:tblPr>
        <w:tblW w:w="6621" w:type="dxa"/>
        <w:tblInd w:w="8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6"/>
        <w:gridCol w:w="1675"/>
        <w:gridCol w:w="1675"/>
        <w:gridCol w:w="1675"/>
      </w:tblGrid>
      <w:tr w:rsidR="00B718A0" w14:paraId="69FA2904" w14:textId="77777777" w:rsidTr="00B718A0">
        <w:tc>
          <w:tcPr>
            <w:tcW w:w="1596" w:type="dxa"/>
          </w:tcPr>
          <w:p w14:paraId="1FFDFF81" w14:textId="77777777" w:rsidR="00B718A0" w:rsidRDefault="00B718A0" w:rsidP="00B718A0">
            <w:pPr>
              <w:jc w:val="left"/>
            </w:pPr>
            <w:r>
              <w:t>测试用例名称</w:t>
            </w:r>
          </w:p>
        </w:tc>
        <w:tc>
          <w:tcPr>
            <w:tcW w:w="1675" w:type="dxa"/>
          </w:tcPr>
          <w:p w14:paraId="6E3FC7BC" w14:textId="77777777" w:rsidR="00B718A0" w:rsidRDefault="00B718A0" w:rsidP="00B718A0">
            <w:pPr>
              <w:jc w:val="left"/>
            </w:pPr>
            <w:r>
              <w:rPr>
                <w:rFonts w:hint="eastAsia"/>
              </w:rPr>
              <w:t>测试项</w:t>
            </w:r>
          </w:p>
        </w:tc>
        <w:tc>
          <w:tcPr>
            <w:tcW w:w="1675" w:type="dxa"/>
          </w:tcPr>
          <w:p w14:paraId="1FDE6944" w14:textId="77777777" w:rsidR="00B718A0" w:rsidRDefault="00B718A0" w:rsidP="00B718A0">
            <w:pPr>
              <w:jc w:val="left"/>
            </w:pPr>
            <w:r>
              <w:t>测试用例名称</w:t>
            </w:r>
          </w:p>
        </w:tc>
        <w:tc>
          <w:tcPr>
            <w:tcW w:w="1675" w:type="dxa"/>
          </w:tcPr>
          <w:p w14:paraId="327913D2" w14:textId="77777777" w:rsidR="00B718A0" w:rsidRDefault="00B718A0" w:rsidP="00B718A0">
            <w:pPr>
              <w:jc w:val="left"/>
            </w:pPr>
            <w:r>
              <w:rPr>
                <w:rFonts w:hint="eastAsia"/>
              </w:rPr>
              <w:t>测试项</w:t>
            </w:r>
          </w:p>
        </w:tc>
      </w:tr>
      <w:tr w:rsidR="00D42025" w14:paraId="2385C38B" w14:textId="77777777" w:rsidTr="00B718A0">
        <w:tc>
          <w:tcPr>
            <w:tcW w:w="1596" w:type="dxa"/>
          </w:tcPr>
          <w:p w14:paraId="3D047477" w14:textId="77777777" w:rsidR="00D42025" w:rsidRDefault="00D42025" w:rsidP="00B718A0">
            <w:pPr>
              <w:jc w:val="left"/>
            </w:pPr>
            <w:r>
              <w:t>爬虫有效性测试</w:t>
            </w:r>
          </w:p>
        </w:tc>
        <w:tc>
          <w:tcPr>
            <w:tcW w:w="1675" w:type="dxa"/>
          </w:tcPr>
          <w:p w14:paraId="6EF4D64A" w14:textId="77777777" w:rsidR="00D42025" w:rsidRDefault="00D42025" w:rsidP="00B718A0">
            <w:pPr>
              <w:jc w:val="left"/>
            </w:pPr>
            <w:r>
              <w:t>S</w:t>
            </w:r>
            <w:r>
              <w:rPr>
                <w:rFonts w:hint="eastAsia"/>
              </w:rPr>
              <w:t>pider</w:t>
            </w:r>
          </w:p>
        </w:tc>
        <w:tc>
          <w:tcPr>
            <w:tcW w:w="1675" w:type="dxa"/>
          </w:tcPr>
          <w:p w14:paraId="41CDC5A6" w14:textId="77777777" w:rsidR="00D42025" w:rsidRDefault="00D42025" w:rsidP="00B718A0">
            <w:pPr>
              <w:jc w:val="left"/>
            </w:pPr>
            <w:r>
              <w:t>前端兼容性测试</w:t>
            </w:r>
          </w:p>
        </w:tc>
        <w:tc>
          <w:tcPr>
            <w:tcW w:w="1675" w:type="dxa"/>
          </w:tcPr>
          <w:p w14:paraId="0E245962" w14:textId="77777777" w:rsidR="00D42025" w:rsidRDefault="00D42025" w:rsidP="00B718A0">
            <w:pPr>
              <w:jc w:val="left"/>
            </w:pPr>
            <w:r>
              <w:rPr>
                <w:rFonts w:ascii="Calibri" w:eastAsia="宋体" w:hAnsi="Calibri" w:cs="Times New Roman" w:hint="eastAsia"/>
                <w:szCs w:val="21"/>
              </w:rPr>
              <w:t>前端兼容性测试</w:t>
            </w:r>
          </w:p>
        </w:tc>
      </w:tr>
      <w:tr w:rsidR="00D42025" w14:paraId="6A0C0C34" w14:textId="77777777" w:rsidTr="00B718A0">
        <w:tc>
          <w:tcPr>
            <w:tcW w:w="1596" w:type="dxa"/>
          </w:tcPr>
          <w:p w14:paraId="5DAB7526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布隆过滤器正确性测试</w:t>
            </w:r>
          </w:p>
        </w:tc>
        <w:tc>
          <w:tcPr>
            <w:tcW w:w="1675" w:type="dxa"/>
          </w:tcPr>
          <w:p w14:paraId="15BA21DA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过滤器</w:t>
            </w:r>
          </w:p>
        </w:tc>
        <w:tc>
          <w:tcPr>
            <w:tcW w:w="1675" w:type="dxa"/>
          </w:tcPr>
          <w:p w14:paraId="20B16304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前端跨平台测试</w:t>
            </w:r>
          </w:p>
        </w:tc>
        <w:tc>
          <w:tcPr>
            <w:tcW w:w="1675" w:type="dxa"/>
          </w:tcPr>
          <w:p w14:paraId="50305A7B" w14:textId="77777777" w:rsidR="00D42025" w:rsidRDefault="00D42025" w:rsidP="00B718A0">
            <w:pPr>
              <w:jc w:val="left"/>
            </w:pPr>
            <w:r>
              <w:rPr>
                <w:rFonts w:ascii="Calibri" w:eastAsia="宋体" w:hAnsi="Calibri" w:cs="Times New Roman" w:hint="eastAsia"/>
                <w:szCs w:val="21"/>
              </w:rPr>
              <w:t>前端跨平台测试</w:t>
            </w:r>
          </w:p>
        </w:tc>
      </w:tr>
      <w:tr w:rsidR="00D42025" w14:paraId="500D62DF" w14:textId="77777777" w:rsidTr="00B718A0">
        <w:tc>
          <w:tcPr>
            <w:tcW w:w="1596" w:type="dxa"/>
          </w:tcPr>
          <w:p w14:paraId="6B3D19D4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分布式爬虫协作爬取的有效性测试</w:t>
            </w:r>
          </w:p>
        </w:tc>
        <w:tc>
          <w:tcPr>
            <w:tcW w:w="1675" w:type="dxa"/>
          </w:tcPr>
          <w:p w14:paraId="2214CC49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分布式</w:t>
            </w:r>
            <w:r>
              <w:rPr>
                <w:rFonts w:hint="eastAsia"/>
              </w:rPr>
              <w:t>Spider</w:t>
            </w:r>
          </w:p>
        </w:tc>
        <w:tc>
          <w:tcPr>
            <w:tcW w:w="1675" w:type="dxa"/>
          </w:tcPr>
          <w:p w14:paraId="12EDC026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前端样式测试</w:t>
            </w:r>
          </w:p>
        </w:tc>
        <w:tc>
          <w:tcPr>
            <w:tcW w:w="1675" w:type="dxa"/>
          </w:tcPr>
          <w:p w14:paraId="45F12B0D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前端样式测试</w:t>
            </w:r>
          </w:p>
        </w:tc>
      </w:tr>
      <w:tr w:rsidR="00D42025" w14:paraId="324FF82C" w14:textId="77777777" w:rsidTr="00B718A0">
        <w:tc>
          <w:tcPr>
            <w:tcW w:w="1596" w:type="dxa"/>
          </w:tcPr>
          <w:p w14:paraId="2C96D3FD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分布式爬虫协作爬取的效率测试</w:t>
            </w:r>
          </w:p>
        </w:tc>
        <w:tc>
          <w:tcPr>
            <w:tcW w:w="1675" w:type="dxa"/>
          </w:tcPr>
          <w:p w14:paraId="314F559F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分布式</w:t>
            </w:r>
            <w:r>
              <w:rPr>
                <w:rFonts w:hint="eastAsia"/>
              </w:rPr>
              <w:t>Spider</w:t>
            </w:r>
          </w:p>
        </w:tc>
        <w:tc>
          <w:tcPr>
            <w:tcW w:w="1675" w:type="dxa"/>
          </w:tcPr>
          <w:p w14:paraId="4B947DE4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前端功能测试</w:t>
            </w:r>
          </w:p>
        </w:tc>
        <w:tc>
          <w:tcPr>
            <w:tcW w:w="1675" w:type="dxa"/>
          </w:tcPr>
          <w:p w14:paraId="1AAE7876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前端功能测试</w:t>
            </w:r>
          </w:p>
        </w:tc>
      </w:tr>
      <w:tr w:rsidR="00D42025" w14:paraId="7979C42F" w14:textId="77777777" w:rsidTr="00B718A0">
        <w:tc>
          <w:tcPr>
            <w:tcW w:w="1596" w:type="dxa"/>
          </w:tcPr>
          <w:p w14:paraId="40F07764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网站链接关系设置有效性测试</w:t>
            </w:r>
          </w:p>
        </w:tc>
        <w:tc>
          <w:tcPr>
            <w:tcW w:w="1675" w:type="dxa"/>
          </w:tcPr>
          <w:p w14:paraId="64211523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网站画像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链接入库</w:t>
            </w:r>
          </w:p>
        </w:tc>
        <w:tc>
          <w:tcPr>
            <w:tcW w:w="1675" w:type="dxa"/>
          </w:tcPr>
          <w:p w14:paraId="6434C970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访问</w:t>
            </w:r>
          </w:p>
        </w:tc>
        <w:tc>
          <w:tcPr>
            <w:tcW w:w="1675" w:type="dxa"/>
          </w:tcPr>
          <w:p w14:paraId="5820B2D7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前端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访问</w:t>
            </w:r>
          </w:p>
        </w:tc>
      </w:tr>
      <w:tr w:rsidR="00D42025" w14:paraId="05872B93" w14:textId="77777777" w:rsidTr="00B718A0">
        <w:tc>
          <w:tcPr>
            <w:tcW w:w="1596" w:type="dxa"/>
          </w:tcPr>
          <w:p w14:paraId="4F68365C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爬取效率测试</w:t>
            </w:r>
          </w:p>
        </w:tc>
        <w:tc>
          <w:tcPr>
            <w:tcW w:w="1675" w:type="dxa"/>
          </w:tcPr>
          <w:p w14:paraId="6BFA47DA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爬取性能</w:t>
            </w:r>
          </w:p>
        </w:tc>
        <w:tc>
          <w:tcPr>
            <w:tcW w:w="1675" w:type="dxa"/>
          </w:tcPr>
          <w:p w14:paraId="7BA36DA1" w14:textId="77777777" w:rsidR="00D42025" w:rsidRDefault="00D42025" w:rsidP="00B718A0">
            <w:pPr>
              <w:jc w:val="left"/>
            </w:pPr>
          </w:p>
        </w:tc>
        <w:tc>
          <w:tcPr>
            <w:tcW w:w="1675" w:type="dxa"/>
          </w:tcPr>
          <w:p w14:paraId="47B1A802" w14:textId="77777777" w:rsidR="00D42025" w:rsidRDefault="00D42025" w:rsidP="00B718A0">
            <w:pPr>
              <w:jc w:val="left"/>
            </w:pPr>
          </w:p>
        </w:tc>
      </w:tr>
      <w:tr w:rsidR="00D42025" w14:paraId="694818FC" w14:textId="77777777" w:rsidTr="00B718A0">
        <w:tc>
          <w:tcPr>
            <w:tcW w:w="1596" w:type="dxa"/>
          </w:tcPr>
          <w:p w14:paraId="2D9F4786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反爬与代理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测试</w:t>
            </w:r>
          </w:p>
        </w:tc>
        <w:tc>
          <w:tcPr>
            <w:tcW w:w="1675" w:type="dxa"/>
          </w:tcPr>
          <w:p w14:paraId="52879E18" w14:textId="77777777" w:rsidR="00D42025" w:rsidRDefault="00D42025" w:rsidP="00B718A0">
            <w:pPr>
              <w:jc w:val="left"/>
            </w:pPr>
            <w:r>
              <w:rPr>
                <w:rFonts w:hint="eastAsia"/>
              </w:rPr>
              <w:t>Scrapy</w:t>
            </w:r>
            <w:r>
              <w:rPr>
                <w:rFonts w:hint="eastAsia"/>
              </w:rPr>
              <w:t>代理</w:t>
            </w:r>
            <w:r>
              <w:rPr>
                <w:rFonts w:hint="eastAsia"/>
              </w:rPr>
              <w:t>ip</w:t>
            </w:r>
            <w:r>
              <w:t>与</w:t>
            </w:r>
            <w:r>
              <w:t>Scrapy</w:t>
            </w:r>
            <w:r>
              <w:t>反爬</w:t>
            </w:r>
          </w:p>
        </w:tc>
        <w:tc>
          <w:tcPr>
            <w:tcW w:w="1675" w:type="dxa"/>
          </w:tcPr>
          <w:p w14:paraId="37C8E453" w14:textId="77777777" w:rsidR="00D42025" w:rsidRDefault="00D42025" w:rsidP="00B718A0">
            <w:pPr>
              <w:jc w:val="left"/>
            </w:pPr>
          </w:p>
        </w:tc>
        <w:tc>
          <w:tcPr>
            <w:tcW w:w="1675" w:type="dxa"/>
          </w:tcPr>
          <w:p w14:paraId="30EC0351" w14:textId="77777777" w:rsidR="00D42025" w:rsidRDefault="00D42025" w:rsidP="00B718A0">
            <w:pPr>
              <w:jc w:val="left"/>
            </w:pPr>
          </w:p>
        </w:tc>
      </w:tr>
    </w:tbl>
    <w:p w14:paraId="0DF35E3B" w14:textId="77777777" w:rsidR="00355497" w:rsidRDefault="00204BBA" w:rsidP="00204BBA">
      <w:pPr>
        <w:pStyle w:val="3"/>
      </w:pPr>
      <w:r>
        <w:rPr>
          <w:rFonts w:hint="eastAsia"/>
        </w:rPr>
        <w:t>2.2</w:t>
      </w:r>
      <w:r w:rsidR="00355497">
        <w:rPr>
          <w:rFonts w:hint="eastAsia"/>
        </w:rPr>
        <w:t>测试结果</w:t>
      </w:r>
    </w:p>
    <w:p w14:paraId="4C72B960" w14:textId="77777777" w:rsidR="00355497" w:rsidRDefault="004031B9" w:rsidP="006C2C07">
      <w:r>
        <w:rPr>
          <w:rFonts w:hint="eastAsia"/>
        </w:rPr>
        <w:t xml:space="preserve">1. </w:t>
      </w:r>
      <w:r w:rsidR="00B718A0">
        <w:rPr>
          <w:rFonts w:hint="eastAsia"/>
        </w:rPr>
        <w:t>爬虫有效性测试</w:t>
      </w:r>
    </w:p>
    <w:p w14:paraId="683E7DB3" w14:textId="77777777" w:rsidR="00211558" w:rsidRDefault="00B718A0" w:rsidP="006C2C07">
      <w:pPr>
        <w:ind w:firstLine="420"/>
      </w:pPr>
      <w:r>
        <w:rPr>
          <w:rFonts w:hint="eastAsia"/>
        </w:rPr>
        <w:t>启动爬虫软件，能否正常的对目标网站进行（以北航计算机官网为例）爬取，测试结果</w:t>
      </w:r>
      <w:r>
        <w:rPr>
          <w:rFonts w:hint="eastAsia"/>
        </w:rPr>
        <w:lastRenderedPageBreak/>
        <w:t>如下图所示：</w:t>
      </w:r>
    </w:p>
    <w:p w14:paraId="40693676" w14:textId="77777777" w:rsidR="00455BE4" w:rsidRDefault="00B718A0" w:rsidP="00A51DF9">
      <w:pPr>
        <w:ind w:firstLine="420"/>
        <w:jc w:val="center"/>
      </w:pPr>
      <w:r w:rsidRPr="00B718A0">
        <w:rPr>
          <w:noProof/>
        </w:rPr>
        <w:drawing>
          <wp:inline distT="0" distB="0" distL="0" distR="0" wp14:anchorId="7CAB86A6" wp14:editId="5B598836">
            <wp:extent cx="5274310" cy="372033"/>
            <wp:effectExtent l="0" t="0" r="0" b="9525"/>
            <wp:docPr id="6" name="图片 6" descr="C:\Users\ttwl\Desktop\C组测试截图\TC0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twl\Desktop\C组测试截图\TC01_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1F11" w14:textId="77777777" w:rsidR="00FD244E" w:rsidRDefault="00FD244E" w:rsidP="00A51DF9">
      <w:pPr>
        <w:ind w:firstLine="420"/>
        <w:jc w:val="center"/>
      </w:pPr>
    </w:p>
    <w:p w14:paraId="05C38C9F" w14:textId="77777777" w:rsidR="00097C2F" w:rsidRPr="00B62453" w:rsidRDefault="00F12452" w:rsidP="00EB0D57">
      <w:pPr>
        <w:jc w:val="center"/>
        <w:rPr>
          <w:sz w:val="18"/>
          <w:szCs w:val="15"/>
        </w:rPr>
      </w:pPr>
      <w:r w:rsidRPr="00B62453">
        <w:rPr>
          <w:rFonts w:hint="eastAsia"/>
          <w:sz w:val="18"/>
          <w:szCs w:val="15"/>
        </w:rPr>
        <w:t>图</w:t>
      </w:r>
      <w:r w:rsidRPr="00B62453">
        <w:rPr>
          <w:rFonts w:hint="eastAsia"/>
          <w:sz w:val="18"/>
          <w:szCs w:val="15"/>
        </w:rPr>
        <w:t>1</w:t>
      </w:r>
      <w:r w:rsidR="00EB0D57" w:rsidRPr="00B62453">
        <w:rPr>
          <w:rFonts w:hint="eastAsia"/>
          <w:sz w:val="18"/>
          <w:szCs w:val="15"/>
        </w:rPr>
        <w:t xml:space="preserve"> </w:t>
      </w:r>
      <w:r w:rsidR="00B62453">
        <w:rPr>
          <w:rFonts w:hint="eastAsia"/>
          <w:sz w:val="18"/>
          <w:szCs w:val="15"/>
        </w:rPr>
        <w:t>爬虫有效性</w:t>
      </w:r>
      <w:r w:rsidR="00E6778A" w:rsidRPr="00B62453">
        <w:rPr>
          <w:rFonts w:hint="eastAsia"/>
          <w:sz w:val="18"/>
          <w:szCs w:val="15"/>
        </w:rPr>
        <w:t>测试</w:t>
      </w:r>
    </w:p>
    <w:p w14:paraId="39F66124" w14:textId="77777777" w:rsidR="00097C2F" w:rsidRDefault="00097C2F" w:rsidP="00097C2F">
      <w:r>
        <w:rPr>
          <w:rFonts w:hint="eastAsia"/>
        </w:rPr>
        <w:t xml:space="preserve">2. </w:t>
      </w:r>
      <w:r w:rsidR="00B62453">
        <w:rPr>
          <w:rFonts w:hint="eastAsia"/>
        </w:rPr>
        <w:t>布隆过滤器正确性测试</w:t>
      </w:r>
    </w:p>
    <w:p w14:paraId="3BF97074" w14:textId="77777777" w:rsidR="00097C2F" w:rsidRDefault="00B62453" w:rsidP="00CA6D48">
      <w:pPr>
        <w:ind w:firstLine="420"/>
      </w:pPr>
      <w:r>
        <w:rPr>
          <w:rFonts w:hint="eastAsia"/>
        </w:rPr>
        <w:t>布隆过滤器正确性测试，编写测试代码，对布隆过滤器的有效性进行测试，测试的代码以及结果如下图所示：</w:t>
      </w:r>
    </w:p>
    <w:p w14:paraId="6B5BEBD4" w14:textId="77777777" w:rsidR="005E03F2" w:rsidRDefault="00B62453" w:rsidP="00B62453">
      <w:pPr>
        <w:ind w:firstLine="420"/>
        <w:jc w:val="center"/>
      </w:pPr>
      <w:r>
        <w:rPr>
          <w:rFonts w:hint="eastAsia"/>
          <w:noProof/>
          <w:sz w:val="18"/>
        </w:rPr>
        <w:drawing>
          <wp:inline distT="0" distB="0" distL="0" distR="0" wp14:anchorId="14CB6DD7" wp14:editId="5B418BFF">
            <wp:extent cx="3162300" cy="1333500"/>
            <wp:effectExtent l="0" t="0" r="0" b="0"/>
            <wp:docPr id="7" name="图片 7" descr="C:\Users\ttwl\AppData\Local\Microsoft\Windows\INetCache\Content.Word\微信图片_2017060114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twl\AppData\Local\Microsoft\Windows\INetCache\Content.Word\微信图片_2017060114390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0E1D" w14:textId="77777777" w:rsidR="00E35073" w:rsidRDefault="00771DC6" w:rsidP="00226EE2">
      <w:pPr>
        <w:ind w:firstLine="420"/>
        <w:jc w:val="center"/>
      </w:pPr>
      <w:r>
        <w:rPr>
          <w:noProof/>
        </w:rPr>
        <w:drawing>
          <wp:inline distT="0" distB="0" distL="0" distR="0" wp14:anchorId="7CA4ACFE" wp14:editId="548D9A09">
            <wp:extent cx="5267325" cy="657225"/>
            <wp:effectExtent l="0" t="0" r="9525" b="9525"/>
            <wp:docPr id="46" name="图片 2" descr="C:\Users\ttwl\AppData\Local\Microsoft\Windows\INetCache\Content.Word\T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twl\AppData\Local\Microsoft\Windows\INetCache\Content.Word\TC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502B" w14:textId="77777777" w:rsidR="0068385F" w:rsidRDefault="00F12452" w:rsidP="00E95579">
      <w:pPr>
        <w:ind w:firstLine="420"/>
        <w:jc w:val="center"/>
        <w:rPr>
          <w:sz w:val="18"/>
        </w:rPr>
      </w:pPr>
      <w:r w:rsidRPr="00B62453">
        <w:rPr>
          <w:rFonts w:hint="eastAsia"/>
          <w:sz w:val="18"/>
        </w:rPr>
        <w:t>图</w:t>
      </w:r>
      <w:r w:rsidRPr="00B62453">
        <w:rPr>
          <w:rFonts w:hint="eastAsia"/>
          <w:sz w:val="18"/>
        </w:rPr>
        <w:t>2</w:t>
      </w:r>
      <w:r w:rsidR="00E36248" w:rsidRPr="00B62453">
        <w:rPr>
          <w:rFonts w:hint="eastAsia"/>
          <w:sz w:val="18"/>
        </w:rPr>
        <w:t xml:space="preserve"> </w:t>
      </w:r>
      <w:r w:rsidR="006E4AE0" w:rsidRPr="00B62453">
        <w:rPr>
          <w:rFonts w:hint="eastAsia"/>
          <w:sz w:val="18"/>
        </w:rPr>
        <w:t xml:space="preserve"> </w:t>
      </w:r>
      <w:r w:rsidR="00B62453">
        <w:rPr>
          <w:rFonts w:hint="eastAsia"/>
          <w:sz w:val="18"/>
        </w:rPr>
        <w:t>布隆过滤器有效性测试</w:t>
      </w:r>
    </w:p>
    <w:p w14:paraId="7C9D4F18" w14:textId="77777777" w:rsidR="00B62453" w:rsidRPr="00B62453" w:rsidRDefault="00B62453" w:rsidP="00B62453">
      <w:pPr>
        <w:ind w:firstLine="420"/>
      </w:pPr>
      <w:r w:rsidRPr="00B62453">
        <w:rPr>
          <w:rFonts w:hint="eastAsia"/>
        </w:rPr>
        <w:t>可以看到布隆过滤器可以正常的进行过滤操作</w:t>
      </w:r>
      <w:r>
        <w:rPr>
          <w:rFonts w:hint="eastAsia"/>
        </w:rPr>
        <w:t>。</w:t>
      </w:r>
    </w:p>
    <w:p w14:paraId="39F044E1" w14:textId="77777777" w:rsidR="00097C2F" w:rsidRDefault="0081486B" w:rsidP="00097C2F">
      <w:r>
        <w:rPr>
          <w:rFonts w:hint="eastAsia"/>
        </w:rPr>
        <w:t xml:space="preserve">3. </w:t>
      </w:r>
      <w:r w:rsidR="00B62453">
        <w:rPr>
          <w:rFonts w:hint="eastAsia"/>
        </w:rPr>
        <w:t>分布式爬虫协作有效性测试</w:t>
      </w:r>
    </w:p>
    <w:p w14:paraId="518F3AA3" w14:textId="77777777" w:rsidR="00FC75FB" w:rsidRDefault="00B62453" w:rsidP="002920F7">
      <w:pPr>
        <w:ind w:firstLine="420"/>
      </w:pPr>
      <w:r>
        <w:rPr>
          <w:rFonts w:hint="eastAsia"/>
        </w:rPr>
        <w:t>同时在</w:t>
      </w:r>
      <w:r>
        <w:rPr>
          <w:rFonts w:hint="eastAsia"/>
        </w:rPr>
        <w:t>3</w:t>
      </w:r>
      <w:r>
        <w:rPr>
          <w:rFonts w:hint="eastAsia"/>
        </w:rPr>
        <w:t>台机器上开启爬虫软件，进行分布式爬取测试，对爬虫软件的分布式爬取的有效性进行测试，测试结果如下图所示：</w:t>
      </w:r>
    </w:p>
    <w:p w14:paraId="7EC96351" w14:textId="77777777" w:rsidR="00526A08" w:rsidRDefault="00526A08" w:rsidP="00D07839">
      <w:pPr>
        <w:ind w:firstLine="420"/>
        <w:jc w:val="center"/>
      </w:pPr>
    </w:p>
    <w:p w14:paraId="0EF40E0B" w14:textId="77777777" w:rsidR="00CD21B6" w:rsidRDefault="00771DC6" w:rsidP="00D07839">
      <w:pPr>
        <w:ind w:firstLine="420"/>
        <w:jc w:val="center"/>
      </w:pPr>
      <w:r>
        <w:rPr>
          <w:noProof/>
        </w:rPr>
        <w:drawing>
          <wp:inline distT="0" distB="0" distL="0" distR="0" wp14:anchorId="575B3E95" wp14:editId="627CC8DF">
            <wp:extent cx="5267325" cy="1066800"/>
            <wp:effectExtent l="0" t="0" r="9525" b="0"/>
            <wp:docPr id="45" name="图片 20" descr="C:\Users\ttwl\AppData\Local\Microsoft\Windows\INetCache\Content.Word\微信图片_20170601145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twl\AppData\Local\Microsoft\Windows\INetCache\Content.Word\微信图片_201706011457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79F6" w14:textId="77777777" w:rsidR="00CD21B6" w:rsidRPr="00CD21B6" w:rsidRDefault="00D42025" w:rsidP="00CD21B6">
      <w:pPr>
        <w:ind w:firstLine="420"/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832FEAE" wp14:editId="07615A17">
            <wp:extent cx="5267325" cy="1666875"/>
            <wp:effectExtent l="0" t="0" r="9525" b="9525"/>
            <wp:docPr id="8" name="图片 8" descr="C:\Users\ttwl\AppData\Local\Microsoft\Windows\INetCache\Content.Word\微信图片_2017060114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twl\AppData\Local\Microsoft\Windows\INetCache\Content.Word\微信图片_201706011458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noProof/>
        </w:rPr>
        <w:lastRenderedPageBreak/>
        <w:drawing>
          <wp:inline distT="0" distB="0" distL="0" distR="0" wp14:anchorId="3CC9E804" wp14:editId="28D6BC1E">
            <wp:extent cx="5267325" cy="1857375"/>
            <wp:effectExtent l="0" t="0" r="9525" b="9525"/>
            <wp:docPr id="25" name="图片 25" descr="C:\Users\ttwl\AppData\Local\Microsoft\Windows\INetCache\Content.Word\微信图片_20170601145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twl\AppData\Local\Microsoft\Windows\INetCache\Content.Word\微信图片_2017060114581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452" w:rsidRPr="00D42025">
        <w:rPr>
          <w:rFonts w:hint="eastAsia"/>
          <w:sz w:val="18"/>
          <w:szCs w:val="15"/>
        </w:rPr>
        <w:t>图</w:t>
      </w:r>
      <w:r w:rsidR="00F12452" w:rsidRPr="00D42025">
        <w:rPr>
          <w:rFonts w:hint="eastAsia"/>
          <w:sz w:val="18"/>
          <w:szCs w:val="15"/>
        </w:rPr>
        <w:t xml:space="preserve">3 </w:t>
      </w:r>
      <w:r w:rsidR="006E4AE0" w:rsidRPr="00D42025">
        <w:rPr>
          <w:rFonts w:hint="eastAsia"/>
          <w:sz w:val="18"/>
          <w:szCs w:val="15"/>
        </w:rPr>
        <w:t xml:space="preserve"> </w:t>
      </w:r>
      <w:r w:rsidRPr="00D42025">
        <w:rPr>
          <w:rFonts w:hint="eastAsia"/>
          <w:sz w:val="18"/>
          <w:szCs w:val="15"/>
        </w:rPr>
        <w:t>分布式爬虫协作有效性测试</w:t>
      </w:r>
    </w:p>
    <w:p w14:paraId="7012B485" w14:textId="77777777" w:rsidR="0081486B" w:rsidRDefault="0081486B" w:rsidP="00097C2F">
      <w:r>
        <w:rPr>
          <w:rFonts w:hint="eastAsia"/>
        </w:rPr>
        <w:t>4.</w:t>
      </w:r>
      <w:r w:rsidR="0011631F">
        <w:rPr>
          <w:rFonts w:hint="eastAsia"/>
        </w:rPr>
        <w:t>分布式爬虫效率测试</w:t>
      </w:r>
    </w:p>
    <w:p w14:paraId="18A45093" w14:textId="77777777" w:rsidR="00A90FB0" w:rsidRDefault="0011631F" w:rsidP="0011631F">
      <w:pPr>
        <w:ind w:firstLine="420"/>
        <w:jc w:val="left"/>
      </w:pPr>
      <w:r>
        <w:rPr>
          <w:rFonts w:hint="eastAsia"/>
        </w:rPr>
        <w:t>对同一个目标网址分别进行单机爬取以及分布式爬取操作，编写脚本，记录爬取完成的时间，测试分布式爬取的效率，测试的结果截图如下所示：</w:t>
      </w:r>
      <w:r w:rsidR="00771DC6">
        <w:rPr>
          <w:noProof/>
        </w:rPr>
        <w:drawing>
          <wp:inline distT="0" distB="0" distL="0" distR="0" wp14:anchorId="50FB9C7F" wp14:editId="5FAF868E">
            <wp:extent cx="5267325" cy="342900"/>
            <wp:effectExtent l="0" t="0" r="9525" b="0"/>
            <wp:docPr id="24" name="图片 14" descr="C:\Users\ttwl\AppData\Local\Microsoft\Windows\INetCache\Content.Word\TC_ef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twl\AppData\Local\Microsoft\Windows\INetCache\Content.Word\TC_eff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CD6C" w14:textId="77777777" w:rsidR="007B48D7" w:rsidRDefault="00771DC6" w:rsidP="0011631F">
      <w:pPr>
        <w:jc w:val="left"/>
      </w:pPr>
      <w:r>
        <w:rPr>
          <w:noProof/>
        </w:rPr>
        <w:drawing>
          <wp:inline distT="0" distB="0" distL="0" distR="0" wp14:anchorId="6BC9EE4B" wp14:editId="3CC7A4FD">
            <wp:extent cx="5324475" cy="323850"/>
            <wp:effectExtent l="0" t="0" r="9525" b="0"/>
            <wp:docPr id="22" name="图片 13" descr="C:\Users\ttwl\AppData\Local\Microsoft\Windows\INetCache\Content.Word\TC_ef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twl\AppData\Local\Microsoft\Windows\INetCache\Content.Word\TC_eff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A703" w14:textId="77777777" w:rsidR="00A90FB0" w:rsidRDefault="00A90FB0" w:rsidP="00A90FB0">
      <w:pPr>
        <w:ind w:firstLine="420"/>
        <w:jc w:val="center"/>
        <w:rPr>
          <w:sz w:val="18"/>
        </w:rPr>
      </w:pPr>
      <w:r w:rsidRPr="0011631F">
        <w:rPr>
          <w:rFonts w:hint="eastAsia"/>
          <w:sz w:val="18"/>
        </w:rPr>
        <w:t>图</w:t>
      </w:r>
      <w:r w:rsidRPr="0011631F">
        <w:rPr>
          <w:rFonts w:hint="eastAsia"/>
          <w:sz w:val="18"/>
        </w:rPr>
        <w:t xml:space="preserve">4  </w:t>
      </w:r>
      <w:r w:rsidR="0011631F">
        <w:rPr>
          <w:rFonts w:hint="eastAsia"/>
          <w:sz w:val="18"/>
        </w:rPr>
        <w:t>分布式爬虫效率测试</w:t>
      </w:r>
    </w:p>
    <w:p w14:paraId="0A0004D2" w14:textId="77777777" w:rsidR="0011631F" w:rsidRDefault="0011631F" w:rsidP="0011631F">
      <w:pPr>
        <w:ind w:firstLine="420"/>
      </w:pPr>
      <w:r w:rsidRPr="0011631F">
        <w:rPr>
          <w:rFonts w:hint="eastAsia"/>
        </w:rPr>
        <w:t>上图是使用分布式爬虫进行爬取操作消耗的时间，下图是采用单机爬虫消耗的时间。值得注意的是，采用分布式的爬虫进行爬取操作，使用的时间反而更长。</w:t>
      </w:r>
    </w:p>
    <w:p w14:paraId="3DC5A0F7" w14:textId="77777777" w:rsidR="0011631F" w:rsidRPr="0011631F" w:rsidRDefault="0011631F" w:rsidP="0011631F">
      <w:pPr>
        <w:ind w:firstLine="420"/>
      </w:pPr>
    </w:p>
    <w:p w14:paraId="61BCF1CE" w14:textId="77777777" w:rsidR="0081486B" w:rsidRDefault="0081486B" w:rsidP="00097C2F">
      <w:r>
        <w:rPr>
          <w:rFonts w:hint="eastAsia"/>
        </w:rPr>
        <w:t xml:space="preserve">5. </w:t>
      </w:r>
      <w:r w:rsidR="0011631F">
        <w:rPr>
          <w:rFonts w:hint="eastAsia"/>
        </w:rPr>
        <w:t>网站链接关系设置有效性测试</w:t>
      </w:r>
    </w:p>
    <w:p w14:paraId="28955004" w14:textId="77777777" w:rsidR="006C3B04" w:rsidRDefault="0011631F" w:rsidP="0011631F">
      <w:pPr>
        <w:ind w:firstLine="420"/>
      </w:pPr>
      <w:r>
        <w:rPr>
          <w:rFonts w:hint="eastAsia"/>
        </w:rPr>
        <w:t>完成爬取工作后，打开存储爬取结果的数据库，进行链接关系设置有效性的测试，测试结果截图如下所示：</w:t>
      </w:r>
    </w:p>
    <w:p w14:paraId="032B7DAD" w14:textId="77777777" w:rsidR="00055F4D" w:rsidRDefault="00771DC6" w:rsidP="00200FBB">
      <w:pPr>
        <w:jc w:val="center"/>
      </w:pPr>
      <w:r>
        <w:rPr>
          <w:noProof/>
        </w:rPr>
        <w:drawing>
          <wp:inline distT="0" distB="0" distL="0" distR="0" wp14:anchorId="52114D8F" wp14:editId="7CD94402">
            <wp:extent cx="5267325" cy="352425"/>
            <wp:effectExtent l="0" t="0" r="9525" b="9525"/>
            <wp:docPr id="20" name="图片 19" descr="C:\Users\ttwl\AppData\Local\Microsoft\Windows\INetCache\Content.Word\TC0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twl\AppData\Local\Microsoft\Windows\INetCache\Content.Word\TC04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0F9E" w14:textId="77777777" w:rsidR="0011631F" w:rsidRPr="0011631F" w:rsidRDefault="000D3B08" w:rsidP="0011631F">
      <w:pPr>
        <w:jc w:val="center"/>
        <w:rPr>
          <w:sz w:val="18"/>
        </w:rPr>
      </w:pPr>
      <w:r w:rsidRPr="0011631F">
        <w:rPr>
          <w:rFonts w:hint="eastAsia"/>
          <w:sz w:val="18"/>
        </w:rPr>
        <w:t>图</w:t>
      </w:r>
      <w:r w:rsidRPr="0011631F">
        <w:rPr>
          <w:rFonts w:hint="eastAsia"/>
          <w:sz w:val="18"/>
        </w:rPr>
        <w:t>5</w:t>
      </w:r>
      <w:r w:rsidR="0011631F" w:rsidRPr="0011631F">
        <w:rPr>
          <w:rFonts w:hint="eastAsia"/>
          <w:sz w:val="18"/>
        </w:rPr>
        <w:t>网站链接关系设置有效性测试</w:t>
      </w:r>
    </w:p>
    <w:p w14:paraId="1040FBF7" w14:textId="77777777" w:rsidR="0081486B" w:rsidRDefault="0081486B" w:rsidP="0011631F">
      <w:pPr>
        <w:jc w:val="left"/>
      </w:pPr>
      <w:r>
        <w:rPr>
          <w:rFonts w:hint="eastAsia"/>
        </w:rPr>
        <w:t xml:space="preserve">6. </w:t>
      </w:r>
      <w:r w:rsidR="00D42025">
        <w:rPr>
          <w:rFonts w:hint="eastAsia"/>
        </w:rPr>
        <w:t>反爬与代理</w:t>
      </w:r>
      <w:r w:rsidR="00D42025">
        <w:rPr>
          <w:rFonts w:hint="eastAsia"/>
        </w:rPr>
        <w:t>ip</w:t>
      </w:r>
      <w:r w:rsidR="00D42025">
        <w:rPr>
          <w:rFonts w:hint="eastAsia"/>
        </w:rPr>
        <w:t>测试</w:t>
      </w:r>
    </w:p>
    <w:p w14:paraId="280EFBDD" w14:textId="77777777" w:rsidR="00D42025" w:rsidRDefault="004108E8" w:rsidP="00097C2F">
      <w:r>
        <w:rPr>
          <w:rFonts w:hint="eastAsia"/>
        </w:rPr>
        <w:tab/>
      </w:r>
      <w:r w:rsidR="00D42025">
        <w:rPr>
          <w:rFonts w:hint="eastAsia"/>
        </w:rPr>
        <w:t>进行反爬与代理</w:t>
      </w:r>
      <w:r w:rsidR="00D42025">
        <w:rPr>
          <w:rFonts w:hint="eastAsia"/>
        </w:rPr>
        <w:t>IP</w:t>
      </w:r>
      <w:r w:rsidR="00D42025">
        <w:rPr>
          <w:rFonts w:hint="eastAsia"/>
        </w:rPr>
        <w:t>的测试，测试结果截图如下所示：</w:t>
      </w:r>
    </w:p>
    <w:p w14:paraId="61E10B8C" w14:textId="77777777" w:rsidR="00005A2C" w:rsidRDefault="00771DC6" w:rsidP="00097C2F">
      <w:r>
        <w:rPr>
          <w:rFonts w:hint="eastAsia"/>
          <w:noProof/>
        </w:rPr>
        <w:lastRenderedPageBreak/>
        <w:drawing>
          <wp:inline distT="0" distB="0" distL="0" distR="0" wp14:anchorId="3612F17F" wp14:editId="0FC756DA">
            <wp:extent cx="5267325" cy="4791075"/>
            <wp:effectExtent l="0" t="0" r="9525" b="9525"/>
            <wp:docPr id="19" name="图片 26" descr="C:\Users\ttwl\AppData\Local\Microsoft\Windows\INetCache\Content.Word\TC0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twl\AppData\Local\Microsoft\Windows\INetCache\Content.Word\TC07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F7E4" w14:textId="77777777" w:rsidR="0007171C" w:rsidRDefault="0007171C" w:rsidP="00361574">
      <w:pPr>
        <w:jc w:val="center"/>
      </w:pPr>
    </w:p>
    <w:p w14:paraId="3526AD3C" w14:textId="77777777" w:rsidR="00005A2C" w:rsidRPr="00D42025" w:rsidRDefault="009544F0" w:rsidP="005F2416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6  </w:t>
      </w:r>
      <w:r w:rsidR="00D42025">
        <w:rPr>
          <w:rFonts w:hint="eastAsia"/>
          <w:sz w:val="18"/>
        </w:rPr>
        <w:t>反爬与代理</w:t>
      </w:r>
      <w:r w:rsidR="00D42025">
        <w:rPr>
          <w:rFonts w:hint="eastAsia"/>
          <w:sz w:val="18"/>
        </w:rPr>
        <w:t>IP</w:t>
      </w:r>
      <w:r w:rsidR="00D42025">
        <w:rPr>
          <w:rFonts w:hint="eastAsia"/>
          <w:sz w:val="18"/>
        </w:rPr>
        <w:t>测试</w:t>
      </w:r>
    </w:p>
    <w:p w14:paraId="27D0B49C" w14:textId="77777777" w:rsidR="0036197B" w:rsidRDefault="007950D7" w:rsidP="00097C2F">
      <w:r>
        <w:rPr>
          <w:rFonts w:hint="eastAsia"/>
        </w:rPr>
        <w:t xml:space="preserve">7. </w:t>
      </w:r>
      <w:r w:rsidR="00D42025">
        <w:rPr>
          <w:rFonts w:hint="eastAsia"/>
        </w:rPr>
        <w:t>前端兼容性测试</w:t>
      </w:r>
    </w:p>
    <w:p w14:paraId="0CAD8809" w14:textId="77777777" w:rsidR="003A6D27" w:rsidRDefault="009A1CA9" w:rsidP="00D42025">
      <w:r>
        <w:rPr>
          <w:rFonts w:hint="eastAsia"/>
        </w:rPr>
        <w:tab/>
      </w:r>
      <w:r w:rsidR="00D42025">
        <w:rPr>
          <w:rFonts w:hint="eastAsia"/>
        </w:rPr>
        <w:t>使用不同操作系统以及不同的浏览器打开前端，进行兼容性测试，测试结果如下图所示：</w:t>
      </w:r>
      <w:r w:rsidR="00771DC6">
        <w:rPr>
          <w:rFonts w:hint="eastAsia"/>
          <w:noProof/>
        </w:rPr>
        <w:drawing>
          <wp:inline distT="0" distB="0" distL="0" distR="0" wp14:anchorId="6D5BA822" wp14:editId="704E105E">
            <wp:extent cx="5267325" cy="2962275"/>
            <wp:effectExtent l="0" t="0" r="9525" b="9525"/>
            <wp:docPr id="18" name="图片 27" descr="C:\Users\ttwl\AppData\Local\Microsoft\Windows\INetCache\Content.Word\MacOS_safa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twl\AppData\Local\Microsoft\Windows\INetCache\Content.Word\MacOS_safari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lastRenderedPageBreak/>
        <w:drawing>
          <wp:inline distT="0" distB="0" distL="0" distR="0" wp14:anchorId="7DD6D543" wp14:editId="35C079EE">
            <wp:extent cx="5257800" cy="3276600"/>
            <wp:effectExtent l="0" t="0" r="0" b="0"/>
            <wp:docPr id="17" name="图片 28" descr="C:\Users\ttwl\AppData\Local\Microsoft\Windows\INetCache\Content.Word\ubuntu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twl\AppData\Local\Microsoft\Windows\INetCache\Content.Word\ubuntu_chrom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drawing>
          <wp:inline distT="0" distB="0" distL="0" distR="0" wp14:anchorId="34126C6A" wp14:editId="41D5E6E4">
            <wp:extent cx="5257800" cy="3267075"/>
            <wp:effectExtent l="0" t="0" r="0" b="9525"/>
            <wp:docPr id="16" name="图片 29" descr="C:\Users\ttwl\AppData\Local\Microsoft\Windows\INetCache\Content.Word\ubuntu_firef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twl\AppData\Local\Microsoft\Windows\INetCache\Content.Word\ubuntu_firefox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lastRenderedPageBreak/>
        <w:drawing>
          <wp:inline distT="0" distB="0" distL="0" distR="0" wp14:anchorId="46077E23" wp14:editId="287EDF3B">
            <wp:extent cx="5267325" cy="2962275"/>
            <wp:effectExtent l="0" t="0" r="9525" b="9525"/>
            <wp:docPr id="15" name="图片 30" descr="C:\Users\ttwl\AppData\Local\Microsoft\Windows\INetCache\Content.Word\windows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twl\AppData\Local\Microsoft\Windows\INetCache\Content.Word\windows_chrom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DC6">
        <w:rPr>
          <w:rFonts w:hint="eastAsia"/>
          <w:noProof/>
        </w:rPr>
        <w:drawing>
          <wp:inline distT="0" distB="0" distL="0" distR="0" wp14:anchorId="26469E19" wp14:editId="7E2BD961">
            <wp:extent cx="5267325" cy="2962275"/>
            <wp:effectExtent l="0" t="0" r="9525" b="9525"/>
            <wp:docPr id="14" name="图片 31" descr="C:\Users\ttwl\AppData\Local\Microsoft\Windows\INetCache\Content.Word\windows_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twl\AppData\Local\Microsoft\Windows\INetCache\Content.Word\windows_i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800E" w14:textId="77777777" w:rsidR="003A6D27" w:rsidRPr="00D42025" w:rsidRDefault="003A6D27" w:rsidP="003A6D27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7 </w:t>
      </w:r>
      <w:r w:rsidR="00D42025">
        <w:rPr>
          <w:rFonts w:hint="eastAsia"/>
          <w:sz w:val="18"/>
        </w:rPr>
        <w:t>前端兼容性测试</w:t>
      </w:r>
    </w:p>
    <w:p w14:paraId="1065A189" w14:textId="77777777" w:rsidR="007950D7" w:rsidRDefault="007950D7" w:rsidP="00097C2F">
      <w:r>
        <w:rPr>
          <w:rFonts w:hint="eastAsia"/>
        </w:rPr>
        <w:t>8.</w:t>
      </w:r>
      <w:r w:rsidR="00D42025">
        <w:rPr>
          <w:rFonts w:hint="eastAsia"/>
        </w:rPr>
        <w:t>前端样式测试</w:t>
      </w:r>
    </w:p>
    <w:p w14:paraId="25F2AF68" w14:textId="77777777" w:rsidR="00D42025" w:rsidRDefault="00F17C00" w:rsidP="00097C2F">
      <w:r>
        <w:rPr>
          <w:rFonts w:hint="eastAsia"/>
        </w:rPr>
        <w:tab/>
      </w:r>
      <w:r w:rsidR="00D42025">
        <w:rPr>
          <w:rFonts w:hint="eastAsia"/>
        </w:rPr>
        <w:t>测试前端的功能与样式，进行前端的样式测试，测试结果如下图所示：</w:t>
      </w:r>
    </w:p>
    <w:p w14:paraId="6A3FE9D1" w14:textId="77777777" w:rsidR="00F57CA9" w:rsidRDefault="00771DC6" w:rsidP="00D42025">
      <w:r>
        <w:rPr>
          <w:rFonts w:hint="eastAsia"/>
          <w:noProof/>
        </w:rPr>
        <w:lastRenderedPageBreak/>
        <w:drawing>
          <wp:inline distT="0" distB="0" distL="0" distR="0" wp14:anchorId="733F5632" wp14:editId="5FDAB506">
            <wp:extent cx="5276850" cy="2847975"/>
            <wp:effectExtent l="0" t="0" r="0" b="9525"/>
            <wp:docPr id="13" name="图片 32" descr="C:\Users\ttwl\AppData\Local\Microsoft\Windows\INetCache\Content.Word\样式显示正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twl\AppData\Local\Microsoft\Windows\INetCache\Content.Word\样式显示正常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EA3E" w14:textId="77777777" w:rsidR="0065224B" w:rsidRPr="00D42025" w:rsidRDefault="0065224B" w:rsidP="0065224B">
      <w:pPr>
        <w:jc w:val="center"/>
        <w:rPr>
          <w:sz w:val="18"/>
        </w:rPr>
      </w:pPr>
      <w:r w:rsidRPr="00D42025">
        <w:rPr>
          <w:rFonts w:hint="eastAsia"/>
          <w:sz w:val="18"/>
        </w:rPr>
        <w:t>图</w:t>
      </w:r>
      <w:r w:rsidRPr="00D42025">
        <w:rPr>
          <w:rFonts w:hint="eastAsia"/>
          <w:sz w:val="18"/>
        </w:rPr>
        <w:t xml:space="preserve">8  </w:t>
      </w:r>
      <w:r w:rsidR="00D42025">
        <w:rPr>
          <w:rFonts w:hint="eastAsia"/>
          <w:sz w:val="18"/>
        </w:rPr>
        <w:t>前端样式测试</w:t>
      </w:r>
    </w:p>
    <w:p w14:paraId="7E9C14E7" w14:textId="77777777" w:rsidR="00C533A0" w:rsidRDefault="00C533A0" w:rsidP="00097C2F">
      <w:r>
        <w:rPr>
          <w:rFonts w:hint="eastAsia"/>
        </w:rPr>
        <w:t xml:space="preserve">9. </w:t>
      </w:r>
      <w:r w:rsidR="00D42025">
        <w:rPr>
          <w:rFonts w:hint="eastAsia"/>
        </w:rPr>
        <w:t>前端功能测试</w:t>
      </w:r>
    </w:p>
    <w:p w14:paraId="44DACD97" w14:textId="77777777" w:rsidR="00BF10F3" w:rsidRDefault="00A361EB" w:rsidP="000D5703">
      <w:r>
        <w:rPr>
          <w:rFonts w:hint="eastAsia"/>
        </w:rPr>
        <w:tab/>
      </w:r>
      <w:r w:rsidR="000D5703">
        <w:rPr>
          <w:rFonts w:hint="eastAsia"/>
        </w:rPr>
        <w:t>通过浏览器访问系统的前端，操作前端提供的功能，对其进行功能测试，测试结果截图如下所示：</w:t>
      </w:r>
    </w:p>
    <w:p w14:paraId="190DF472" w14:textId="77777777" w:rsidR="000D5703" w:rsidRDefault="00771DC6" w:rsidP="00AB5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5F8091" wp14:editId="3ED42F44">
            <wp:extent cx="5267325" cy="2914650"/>
            <wp:effectExtent l="0" t="0" r="9525" b="0"/>
            <wp:docPr id="12" name="图片 34" descr="C:\Users\ttwl\AppData\Local\Microsoft\Windows\INetCache\Content.Word\1初始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twl\AppData\Local\Microsoft\Windows\INetCache\Content.Word\1初始界面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 xml:space="preserve">9.1 </w:t>
      </w:r>
      <w:r w:rsidR="000D5703" w:rsidRPr="000D5703">
        <w:rPr>
          <w:rFonts w:hint="eastAsia"/>
          <w:noProof/>
          <w:sz w:val="20"/>
        </w:rPr>
        <w:t>前端初始界面</w:t>
      </w:r>
    </w:p>
    <w:p w14:paraId="4767840B" w14:textId="77777777" w:rsidR="00B63EDC" w:rsidRDefault="00771DC6" w:rsidP="00AB58E8">
      <w:pPr>
        <w:jc w:val="center"/>
      </w:pPr>
      <w:r>
        <w:rPr>
          <w:noProof/>
        </w:rPr>
        <w:lastRenderedPageBreak/>
        <w:drawing>
          <wp:inline distT="0" distB="0" distL="0" distR="0" wp14:anchorId="6D260F74" wp14:editId="682BC77B">
            <wp:extent cx="5267325" cy="2914650"/>
            <wp:effectExtent l="0" t="0" r="9525" b="0"/>
            <wp:docPr id="35" name="图片 35" descr="C:\Users\ttwl\AppData\Local\Microsoft\Windows\INetCache\Content.Word\2点击按钮显示详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twl\AppData\Local\Microsoft\Windows\INetCache\Content.Word\2点击按钮显示详细信息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>9.1</w:t>
      </w:r>
      <w:r w:rsidR="000D5703">
        <w:rPr>
          <w:noProof/>
        </w:rPr>
        <w:t xml:space="preserve"> </w:t>
      </w:r>
      <w:r w:rsidR="000D5703">
        <w:rPr>
          <w:rFonts w:hint="eastAsia"/>
          <w:noProof/>
        </w:rPr>
        <w:t>前端按钮点击</w:t>
      </w:r>
      <w:r>
        <w:rPr>
          <w:noProof/>
        </w:rPr>
        <w:drawing>
          <wp:inline distT="0" distB="0" distL="0" distR="0" wp14:anchorId="72909AB7" wp14:editId="308C40F0">
            <wp:extent cx="5267325" cy="2962275"/>
            <wp:effectExtent l="0" t="0" r="9525" b="9525"/>
            <wp:docPr id="11" name="图片 36" descr="C:\Users\ttwl\AppData\Local\Microsoft\Windows\INetCache\Content.Word\3查看图表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twl\AppData\Local\Microsoft\Windows\INetCache\Content.Word\3查看图表明细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>9</w:t>
      </w:r>
      <w:r w:rsidR="000D5703">
        <w:rPr>
          <w:noProof/>
        </w:rPr>
        <w:t xml:space="preserve">.3 </w:t>
      </w:r>
      <w:r w:rsidR="000D5703">
        <w:rPr>
          <w:rFonts w:hint="eastAsia"/>
          <w:noProof/>
        </w:rPr>
        <w:t>查看图标明细</w:t>
      </w:r>
      <w:r>
        <w:rPr>
          <w:noProof/>
        </w:rPr>
        <w:lastRenderedPageBreak/>
        <w:drawing>
          <wp:inline distT="0" distB="0" distL="0" distR="0" wp14:anchorId="0FA404BE" wp14:editId="2256A06D">
            <wp:extent cx="5257800" cy="2914650"/>
            <wp:effectExtent l="0" t="0" r="0" b="0"/>
            <wp:docPr id="10" name="图片 37" descr="C:\Users\ttwl\AppData\Local\Microsoft\Windows\INetCache\Content.Word\4查看url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twl\AppData\Local\Microsoft\Windows\INetCache\Content.Word\4查看url明细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703">
        <w:rPr>
          <w:rFonts w:hint="eastAsia"/>
          <w:noProof/>
        </w:rPr>
        <w:t>图</w:t>
      </w:r>
      <w:r w:rsidR="000D5703">
        <w:rPr>
          <w:rFonts w:hint="eastAsia"/>
          <w:noProof/>
        </w:rPr>
        <w:t xml:space="preserve">9.4 </w:t>
      </w:r>
      <w:r w:rsidR="000D5703">
        <w:rPr>
          <w:rFonts w:hint="eastAsia"/>
          <w:noProof/>
        </w:rPr>
        <w:t>查看</w:t>
      </w:r>
      <w:r w:rsidR="000D5703">
        <w:rPr>
          <w:rFonts w:hint="eastAsia"/>
          <w:noProof/>
        </w:rPr>
        <w:t>url</w:t>
      </w:r>
      <w:r w:rsidR="000D5703">
        <w:rPr>
          <w:rFonts w:hint="eastAsia"/>
          <w:noProof/>
        </w:rPr>
        <w:t>明细</w:t>
      </w:r>
      <w:r w:rsidR="000D5703">
        <w:rPr>
          <w:noProof/>
        </w:rPr>
        <w:drawing>
          <wp:inline distT="0" distB="0" distL="0" distR="0" wp14:anchorId="7055404C" wp14:editId="1190A77C">
            <wp:extent cx="5267325" cy="2962275"/>
            <wp:effectExtent l="0" t="0" r="9525" b="9525"/>
            <wp:docPr id="9" name="图片 9" descr="C:\Users\ttwl\AppData\Local\Microsoft\Windows\INetCache\Content.Word\5点击url跳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twl\AppData\Local\Microsoft\Windows\INetCache\Content.Word\5点击url跳转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7089" w14:textId="77777777" w:rsidR="00BF10F3" w:rsidRPr="000D5703" w:rsidRDefault="00ED4499" w:rsidP="00BF10F3">
      <w:pPr>
        <w:jc w:val="center"/>
        <w:rPr>
          <w:sz w:val="18"/>
        </w:rPr>
      </w:pPr>
      <w:r w:rsidRPr="000D5703">
        <w:rPr>
          <w:rFonts w:hint="eastAsia"/>
          <w:sz w:val="18"/>
        </w:rPr>
        <w:t>图</w:t>
      </w:r>
      <w:r w:rsidRPr="000D5703">
        <w:rPr>
          <w:rFonts w:hint="eastAsia"/>
          <w:sz w:val="18"/>
        </w:rPr>
        <w:t>9</w:t>
      </w:r>
      <w:r w:rsidR="000D5703">
        <w:rPr>
          <w:rFonts w:hint="eastAsia"/>
          <w:sz w:val="18"/>
        </w:rPr>
        <w:t>.5</w:t>
      </w:r>
      <w:r w:rsidRPr="000D5703">
        <w:rPr>
          <w:rFonts w:hint="eastAsia"/>
          <w:sz w:val="18"/>
        </w:rPr>
        <w:t xml:space="preserve">  </w:t>
      </w:r>
      <w:r w:rsidR="000D5703">
        <w:rPr>
          <w:rFonts w:hint="eastAsia"/>
          <w:sz w:val="18"/>
        </w:rPr>
        <w:t>u</w:t>
      </w:r>
      <w:r w:rsidR="000D5703">
        <w:rPr>
          <w:sz w:val="18"/>
        </w:rPr>
        <w:t>rl</w:t>
      </w:r>
      <w:r w:rsidR="000D5703">
        <w:rPr>
          <w:rFonts w:hint="eastAsia"/>
          <w:sz w:val="18"/>
        </w:rPr>
        <w:t>跳转功能</w:t>
      </w:r>
    </w:p>
    <w:p w14:paraId="0E87301C" w14:textId="77777777" w:rsidR="00B51697" w:rsidRDefault="00B51697" w:rsidP="00097C2F">
      <w:commentRangeStart w:id="0"/>
      <w:r>
        <w:rPr>
          <w:rFonts w:hint="eastAsia"/>
        </w:rPr>
        <w:t xml:space="preserve">10. </w:t>
      </w:r>
      <w:commentRangeEnd w:id="0"/>
      <w:r w:rsidR="007930D1">
        <w:rPr>
          <w:rStyle w:val="a8"/>
        </w:rPr>
        <w:commentReference w:id="0"/>
      </w:r>
      <w:r w:rsidR="000D5703">
        <w:rPr>
          <w:rFonts w:hint="eastAsia"/>
        </w:rPr>
        <w:t>前端</w:t>
      </w:r>
      <w:r w:rsidR="000D5703">
        <w:rPr>
          <w:rFonts w:hint="eastAsia"/>
        </w:rPr>
        <w:t>API</w:t>
      </w:r>
      <w:r w:rsidR="000D5703">
        <w:rPr>
          <w:rFonts w:hint="eastAsia"/>
        </w:rPr>
        <w:t>访问测试</w:t>
      </w:r>
    </w:p>
    <w:p w14:paraId="734D4AB5" w14:textId="77777777" w:rsidR="000D5703" w:rsidRDefault="001C4BFA" w:rsidP="00097C2F">
      <w:r>
        <w:rPr>
          <w:rFonts w:hint="eastAsia"/>
        </w:rPr>
        <w:tab/>
      </w:r>
      <w:r w:rsidR="000D5703">
        <w:rPr>
          <w:rFonts w:hint="eastAsia"/>
        </w:rPr>
        <w:t>进行前端的</w:t>
      </w:r>
      <w:r w:rsidR="000D5703">
        <w:rPr>
          <w:rFonts w:hint="eastAsia"/>
        </w:rPr>
        <w:t>url</w:t>
      </w:r>
      <w:r w:rsidR="000D5703">
        <w:rPr>
          <w:rFonts w:hint="eastAsia"/>
        </w:rPr>
        <w:t>访问测试，使用正确的与错误的以及空的</w:t>
      </w:r>
      <w:r w:rsidR="000D5703">
        <w:rPr>
          <w:rFonts w:hint="eastAsia"/>
        </w:rPr>
        <w:t>url</w:t>
      </w:r>
      <w:r w:rsidR="000D5703">
        <w:rPr>
          <w:rFonts w:hint="eastAsia"/>
        </w:rPr>
        <w:t>进行测试，测试结果截图如下图所示：</w:t>
      </w:r>
    </w:p>
    <w:p w14:paraId="7737E5DB" w14:textId="77777777" w:rsidR="00A61D1A" w:rsidRDefault="00771DC6" w:rsidP="000D5703">
      <w:r>
        <w:rPr>
          <w:rFonts w:hint="eastAsia"/>
          <w:noProof/>
        </w:rPr>
        <w:lastRenderedPageBreak/>
        <w:drawing>
          <wp:inline distT="0" distB="0" distL="0" distR="0" wp14:anchorId="75760DE5" wp14:editId="4CFFFFD4">
            <wp:extent cx="5257800" cy="2847975"/>
            <wp:effectExtent l="0" t="0" r="0" b="9525"/>
            <wp:docPr id="40" name="图片 40" descr="C:\Users\ttwl\AppData\Local\Microsoft\Windows\INetCache\Content.Word\api测试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twl\AppData\Local\Microsoft\Windows\INetCache\Content.Word\api测试主界面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0648C0" wp14:editId="5021B455">
            <wp:extent cx="5267325" cy="2990850"/>
            <wp:effectExtent l="0" t="0" r="9525" b="0"/>
            <wp:docPr id="41" name="图片 41" descr="C:\Users\ttwl\AppData\Local\Microsoft\Windows\INetCache\Content.Word\访问错误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twl\AppData\Local\Microsoft\Windows\INetCache\Content.Word\访问错误ur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80FFEC4" wp14:editId="58AD6F88">
            <wp:extent cx="5267325" cy="2990850"/>
            <wp:effectExtent l="0" t="0" r="9525" b="0"/>
            <wp:docPr id="42" name="图片 42" descr="C:\Users\ttwl\AppData\Local\Microsoft\Windows\INetCache\Content.Word\访问空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twl\AppData\Local\Microsoft\Windows\INetCache\Content.Word\访问空ur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9C9571" wp14:editId="621DCC24">
            <wp:extent cx="5257800" cy="2838450"/>
            <wp:effectExtent l="0" t="0" r="0" b="0"/>
            <wp:docPr id="43" name="图片 43" descr="C:\Users\ttwl\AppData\Local\Microsoft\Windows\INetCache\Content.Word\访问正确的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twl\AppData\Local\Microsoft\Windows\INetCache\Content.Word\访问正确的url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2D74D8" wp14:editId="66E84E4B">
            <wp:extent cx="4933950" cy="1676400"/>
            <wp:effectExtent l="0" t="0" r="0" b="0"/>
            <wp:docPr id="44" name="图片 44" descr="C:\Users\ttwl\AppData\Local\Microsoft\Windows\INetCache\Content.Word\配置测试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twl\AppData\Local\Microsoft\Windows\INetCache\Content.Word\配置测试项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F62D" w14:textId="77777777" w:rsidR="00901A10" w:rsidRPr="000D5703" w:rsidRDefault="00F55298" w:rsidP="00E60C2D">
      <w:pPr>
        <w:jc w:val="center"/>
        <w:rPr>
          <w:sz w:val="18"/>
        </w:rPr>
      </w:pPr>
      <w:r w:rsidRPr="000D5703">
        <w:rPr>
          <w:sz w:val="18"/>
        </w:rPr>
        <w:t>图</w:t>
      </w:r>
      <w:r w:rsidRPr="000D5703">
        <w:rPr>
          <w:rFonts w:hint="eastAsia"/>
          <w:sz w:val="18"/>
        </w:rPr>
        <w:t xml:space="preserve">10  </w:t>
      </w:r>
      <w:r w:rsidR="000D5703" w:rsidRPr="000D5703">
        <w:rPr>
          <w:rFonts w:hint="eastAsia"/>
          <w:sz w:val="18"/>
        </w:rPr>
        <w:t>前端</w:t>
      </w:r>
      <w:r w:rsidR="000D5703" w:rsidRPr="000D5703">
        <w:rPr>
          <w:rFonts w:hint="eastAsia"/>
          <w:sz w:val="18"/>
        </w:rPr>
        <w:t>api</w:t>
      </w:r>
      <w:r w:rsidR="000D5703" w:rsidRPr="000D5703">
        <w:rPr>
          <w:rFonts w:hint="eastAsia"/>
          <w:sz w:val="18"/>
        </w:rPr>
        <w:t>访问测试</w:t>
      </w:r>
    </w:p>
    <w:p w14:paraId="7FE5DA4F" w14:textId="77777777" w:rsidR="00903EE9" w:rsidRDefault="00294414" w:rsidP="00682FAE">
      <w:pPr>
        <w:pStyle w:val="3"/>
      </w:pPr>
      <w:r>
        <w:rPr>
          <w:rFonts w:hint="eastAsia"/>
        </w:rPr>
        <w:lastRenderedPageBreak/>
        <w:t xml:space="preserve">2.3 </w:t>
      </w:r>
      <w:r w:rsidR="00ED4437">
        <w:rPr>
          <w:rFonts w:hint="eastAsia"/>
        </w:rPr>
        <w:t>结果分析</w:t>
      </w:r>
    </w:p>
    <w:p w14:paraId="2FF51138" w14:textId="77777777" w:rsidR="006C088A" w:rsidRDefault="000D5703" w:rsidP="00225C25">
      <w:pPr>
        <w:pStyle w:val="a5"/>
        <w:ind w:left="780"/>
      </w:pPr>
      <w:r>
        <w:rPr>
          <w:rFonts w:hint="eastAsia"/>
        </w:rPr>
        <w:t>由于</w:t>
      </w:r>
      <w:r>
        <w:rPr>
          <w:rFonts w:hint="eastAsia"/>
        </w:rPr>
        <w:t>C</w:t>
      </w:r>
      <w:r>
        <w:rPr>
          <w:rFonts w:hint="eastAsia"/>
        </w:rPr>
        <w:t>组的工程建立在分布式的环境中，在实验室进行搭建不太现实，所以采用了，在</w:t>
      </w:r>
      <w:r>
        <w:rPr>
          <w:rFonts w:hint="eastAsia"/>
        </w:rPr>
        <w:t>C</w:t>
      </w:r>
      <w:r>
        <w:rPr>
          <w:rFonts w:hint="eastAsia"/>
        </w:rPr>
        <w:t>组环境下进行实地操作的测试方案。</w:t>
      </w:r>
    </w:p>
    <w:p w14:paraId="67A26962" w14:textId="77777777" w:rsidR="000D5703" w:rsidRDefault="000D5703" w:rsidP="00225C25">
      <w:pPr>
        <w:pStyle w:val="a5"/>
        <w:ind w:left="780"/>
      </w:pPr>
      <w:r>
        <w:rPr>
          <w:rFonts w:hint="eastAsia"/>
        </w:rPr>
        <w:t>通过对测试需求文档中的测试用例进行测试，并参照需求规格说明书进行补充测试。对</w:t>
      </w:r>
      <w:r>
        <w:rPr>
          <w:rFonts w:hint="eastAsia"/>
        </w:rPr>
        <w:t>C</w:t>
      </w:r>
      <w:r>
        <w:rPr>
          <w:rFonts w:hint="eastAsia"/>
        </w:rPr>
        <w:t>组的项目进行了功能性与非功能性的测试，发现绝大部分的功能满足设计之初的要求。但是也存在一些</w:t>
      </w:r>
      <w:r w:rsidR="00225C25">
        <w:rPr>
          <w:rFonts w:hint="eastAsia"/>
        </w:rPr>
        <w:t>细微的问题</w:t>
      </w:r>
      <w:del w:id="2" w:author="liuchao" w:date="2017-06-02T10:46:00Z">
        <w:r w:rsidR="00225C25" w:rsidDel="007930D1">
          <w:rPr>
            <w:rFonts w:hint="eastAsia"/>
          </w:rPr>
          <w:delText>、</w:delText>
        </w:r>
      </w:del>
      <w:commentRangeStart w:id="3"/>
      <w:ins w:id="4" w:author="liuchao" w:date="2017-06-02T10:46:00Z">
        <w:r w:rsidR="007930D1">
          <w:rPr>
            <w:rFonts w:hint="eastAsia"/>
          </w:rPr>
          <w:t>，</w:t>
        </w:r>
      </w:ins>
      <w:r w:rsidR="00225C25">
        <w:rPr>
          <w:rFonts w:hint="eastAsia"/>
        </w:rPr>
        <w:t>例如</w:t>
      </w:r>
      <w:commentRangeEnd w:id="3"/>
      <w:r w:rsidR="007930D1">
        <w:rPr>
          <w:rStyle w:val="a8"/>
        </w:rPr>
        <w:commentReference w:id="3"/>
      </w:r>
      <w:r w:rsidR="00225C25">
        <w:rPr>
          <w:rFonts w:hint="eastAsia"/>
        </w:rPr>
        <w:t>：</w:t>
      </w:r>
    </w:p>
    <w:p w14:paraId="5CB1BED9" w14:textId="77777777" w:rsidR="00225C25" w:rsidRDefault="00225C25" w:rsidP="003037C4">
      <w:pPr>
        <w:pStyle w:val="a5"/>
        <w:numPr>
          <w:ilvl w:val="0"/>
          <w:numId w:val="7"/>
        </w:numPr>
        <w:ind w:firstLineChars="0" w:firstLine="0"/>
      </w:pPr>
      <w:r>
        <w:t>S</w:t>
      </w:r>
      <w:r>
        <w:rPr>
          <w:rFonts w:hint="eastAsia"/>
        </w:rPr>
        <w:t>pider</w:t>
      </w:r>
      <w:r>
        <w:rPr>
          <w:rFonts w:hint="eastAsia"/>
        </w:rPr>
        <w:t>在分布式环境下的性能表现反而不如单机版本的性能表现，这个问题需要深入研究一下。</w:t>
      </w:r>
    </w:p>
    <w:p w14:paraId="29F37A67" w14:textId="77777777" w:rsidR="00225C25" w:rsidRPr="00682FAE" w:rsidRDefault="00225C25" w:rsidP="003037C4">
      <w:pPr>
        <w:pStyle w:val="a5"/>
        <w:numPr>
          <w:ilvl w:val="0"/>
          <w:numId w:val="7"/>
        </w:numPr>
        <w:ind w:firstLineChars="0" w:firstLine="0"/>
      </w:pPr>
      <w:r>
        <w:rPr>
          <w:rFonts w:hint="eastAsia"/>
        </w:rPr>
        <w:t>反爬测试中的结果展示不够清晰，希望能够得到进一步的优化。</w:t>
      </w:r>
    </w:p>
    <w:sectPr w:rsidR="00225C25" w:rsidRPr="00682F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liuchao" w:date="2017-06-02T10:47:00Z" w:initials="l">
    <w:p w14:paraId="0AED005A" w14:textId="77777777" w:rsidR="007930D1" w:rsidRDefault="007930D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对照表中列了</w:t>
      </w:r>
      <w:r>
        <w:rPr>
          <w:rFonts w:hint="eastAsia"/>
        </w:rPr>
        <w:t>12</w:t>
      </w:r>
      <w:r>
        <w:rPr>
          <w:rFonts w:hint="eastAsia"/>
        </w:rPr>
        <w:t>个测试用例，如何对应？</w:t>
      </w:r>
      <w:bookmarkStart w:id="1" w:name="_GoBack"/>
      <w:bookmarkEnd w:id="1"/>
    </w:p>
  </w:comment>
  <w:comment w:id="3" w:author="liuchao" w:date="2017-06-02T10:46:00Z" w:initials="l">
    <w:p w14:paraId="41332B60" w14:textId="77777777" w:rsidR="007930D1" w:rsidRDefault="007930D1">
      <w:pPr>
        <w:pStyle w:val="a9"/>
      </w:pPr>
      <w:r>
        <w:rPr>
          <w:rStyle w:val="a8"/>
        </w:rPr>
        <w:annotationRef/>
      </w:r>
      <w:r>
        <w:rPr>
          <w:rFonts w:hint="eastAsia"/>
        </w:rPr>
        <w:t>应列举所有发现的问题！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ED005A" w15:done="0"/>
  <w15:commentEx w15:paraId="41332B6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FAF882" w14:textId="77777777" w:rsidR="00BA33D2" w:rsidRDefault="00BA33D2" w:rsidP="00532C0E">
      <w:r>
        <w:separator/>
      </w:r>
    </w:p>
  </w:endnote>
  <w:endnote w:type="continuationSeparator" w:id="0">
    <w:p w14:paraId="2B6B9888" w14:textId="77777777" w:rsidR="00BA33D2" w:rsidRDefault="00BA33D2" w:rsidP="00532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76FC03" w14:textId="77777777" w:rsidR="00BA33D2" w:rsidRDefault="00BA33D2" w:rsidP="00532C0E">
      <w:r>
        <w:separator/>
      </w:r>
    </w:p>
  </w:footnote>
  <w:footnote w:type="continuationSeparator" w:id="0">
    <w:p w14:paraId="73E4BE38" w14:textId="77777777" w:rsidR="00BA33D2" w:rsidRDefault="00BA33D2" w:rsidP="00532C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6C10A9"/>
    <w:multiLevelType w:val="hybridMultilevel"/>
    <w:tmpl w:val="2348ED0A"/>
    <w:lvl w:ilvl="0" w:tplc="1764B6D8">
      <w:start w:val="1"/>
      <w:numFmt w:val="decimal"/>
      <w:lvlText w:val="%1．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4DF91CD3"/>
    <w:multiLevelType w:val="hybridMultilevel"/>
    <w:tmpl w:val="22A0BF7C"/>
    <w:lvl w:ilvl="0" w:tplc="19DC5278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0127618"/>
    <w:multiLevelType w:val="multilevel"/>
    <w:tmpl w:val="98E2A6AE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C8E0079"/>
    <w:multiLevelType w:val="hybridMultilevel"/>
    <w:tmpl w:val="802218AA"/>
    <w:lvl w:ilvl="0" w:tplc="EB500D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ED31CD1"/>
    <w:multiLevelType w:val="multilevel"/>
    <w:tmpl w:val="B6FA2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67504558"/>
    <w:multiLevelType w:val="multilevel"/>
    <w:tmpl w:val="04463C6C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73E03041"/>
    <w:multiLevelType w:val="hybridMultilevel"/>
    <w:tmpl w:val="05365DBE"/>
    <w:lvl w:ilvl="0" w:tplc="C1D48E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uchao">
    <w15:presenceInfo w15:providerId="None" w15:userId="liucha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E81"/>
    <w:rsid w:val="00001ACA"/>
    <w:rsid w:val="00005A2C"/>
    <w:rsid w:val="000327EC"/>
    <w:rsid w:val="00036D41"/>
    <w:rsid w:val="00051CCD"/>
    <w:rsid w:val="00055F4D"/>
    <w:rsid w:val="0007171C"/>
    <w:rsid w:val="00085E48"/>
    <w:rsid w:val="00097C2F"/>
    <w:rsid w:val="000C7134"/>
    <w:rsid w:val="000D3B08"/>
    <w:rsid w:val="000D567B"/>
    <w:rsid w:val="000D5703"/>
    <w:rsid w:val="0011631F"/>
    <w:rsid w:val="00131B0F"/>
    <w:rsid w:val="00151702"/>
    <w:rsid w:val="00153371"/>
    <w:rsid w:val="001B7E8B"/>
    <w:rsid w:val="001C4BFA"/>
    <w:rsid w:val="001E274D"/>
    <w:rsid w:val="00200FBB"/>
    <w:rsid w:val="00204BBA"/>
    <w:rsid w:val="00210841"/>
    <w:rsid w:val="00211558"/>
    <w:rsid w:val="0021337B"/>
    <w:rsid w:val="00225C25"/>
    <w:rsid w:val="00226454"/>
    <w:rsid w:val="00226EE2"/>
    <w:rsid w:val="00245A0E"/>
    <w:rsid w:val="002920F7"/>
    <w:rsid w:val="00293330"/>
    <w:rsid w:val="00294414"/>
    <w:rsid w:val="002F7F1F"/>
    <w:rsid w:val="003037C4"/>
    <w:rsid w:val="00335CFC"/>
    <w:rsid w:val="00355497"/>
    <w:rsid w:val="00361574"/>
    <w:rsid w:val="0036197B"/>
    <w:rsid w:val="00374E21"/>
    <w:rsid w:val="00384DB8"/>
    <w:rsid w:val="003A6D27"/>
    <w:rsid w:val="003D0145"/>
    <w:rsid w:val="003D22F0"/>
    <w:rsid w:val="003E53DA"/>
    <w:rsid w:val="003E5E4D"/>
    <w:rsid w:val="004031B9"/>
    <w:rsid w:val="004108E8"/>
    <w:rsid w:val="004352FC"/>
    <w:rsid w:val="004463E6"/>
    <w:rsid w:val="00455BE4"/>
    <w:rsid w:val="004768B3"/>
    <w:rsid w:val="005119E9"/>
    <w:rsid w:val="00526A08"/>
    <w:rsid w:val="00531DB7"/>
    <w:rsid w:val="00532C0E"/>
    <w:rsid w:val="00572BD1"/>
    <w:rsid w:val="00575615"/>
    <w:rsid w:val="005B413B"/>
    <w:rsid w:val="005B75AD"/>
    <w:rsid w:val="005C1B27"/>
    <w:rsid w:val="005C4594"/>
    <w:rsid w:val="005E03F2"/>
    <w:rsid w:val="005F2416"/>
    <w:rsid w:val="00631816"/>
    <w:rsid w:val="00637B00"/>
    <w:rsid w:val="0065224B"/>
    <w:rsid w:val="0067534C"/>
    <w:rsid w:val="00682FAE"/>
    <w:rsid w:val="0068385F"/>
    <w:rsid w:val="006A13A7"/>
    <w:rsid w:val="006C088A"/>
    <w:rsid w:val="006C2C07"/>
    <w:rsid w:val="006C3B04"/>
    <w:rsid w:val="006D5E81"/>
    <w:rsid w:val="006E4AE0"/>
    <w:rsid w:val="00704072"/>
    <w:rsid w:val="0074059D"/>
    <w:rsid w:val="00771DC6"/>
    <w:rsid w:val="00784119"/>
    <w:rsid w:val="007930D1"/>
    <w:rsid w:val="007950D7"/>
    <w:rsid w:val="007B48D7"/>
    <w:rsid w:val="007B4E9C"/>
    <w:rsid w:val="007B5942"/>
    <w:rsid w:val="007E3935"/>
    <w:rsid w:val="00811F7B"/>
    <w:rsid w:val="0081486B"/>
    <w:rsid w:val="00817A41"/>
    <w:rsid w:val="008530BB"/>
    <w:rsid w:val="008832A8"/>
    <w:rsid w:val="008C199A"/>
    <w:rsid w:val="00901A10"/>
    <w:rsid w:val="00903EE9"/>
    <w:rsid w:val="00915F6D"/>
    <w:rsid w:val="00951721"/>
    <w:rsid w:val="009544F0"/>
    <w:rsid w:val="00971FD2"/>
    <w:rsid w:val="00996CF8"/>
    <w:rsid w:val="009A1CA9"/>
    <w:rsid w:val="009C0AFC"/>
    <w:rsid w:val="009E0BCC"/>
    <w:rsid w:val="00A071CE"/>
    <w:rsid w:val="00A156D6"/>
    <w:rsid w:val="00A27411"/>
    <w:rsid w:val="00A361EB"/>
    <w:rsid w:val="00A51DF9"/>
    <w:rsid w:val="00A61D1A"/>
    <w:rsid w:val="00A90FB0"/>
    <w:rsid w:val="00AB58E8"/>
    <w:rsid w:val="00AC302F"/>
    <w:rsid w:val="00AD3820"/>
    <w:rsid w:val="00AD5412"/>
    <w:rsid w:val="00AD6B94"/>
    <w:rsid w:val="00B067C8"/>
    <w:rsid w:val="00B41B86"/>
    <w:rsid w:val="00B51697"/>
    <w:rsid w:val="00B62453"/>
    <w:rsid w:val="00B63EDC"/>
    <w:rsid w:val="00B70EAE"/>
    <w:rsid w:val="00B718A0"/>
    <w:rsid w:val="00B82BC1"/>
    <w:rsid w:val="00BA33D2"/>
    <w:rsid w:val="00BF10F3"/>
    <w:rsid w:val="00C043B0"/>
    <w:rsid w:val="00C36B0D"/>
    <w:rsid w:val="00C533A0"/>
    <w:rsid w:val="00C702A5"/>
    <w:rsid w:val="00C81BC7"/>
    <w:rsid w:val="00CA6D48"/>
    <w:rsid w:val="00CD21B6"/>
    <w:rsid w:val="00CF6D2D"/>
    <w:rsid w:val="00D07839"/>
    <w:rsid w:val="00D42025"/>
    <w:rsid w:val="00DA7B3A"/>
    <w:rsid w:val="00DB1A30"/>
    <w:rsid w:val="00E03A63"/>
    <w:rsid w:val="00E337A0"/>
    <w:rsid w:val="00E35073"/>
    <w:rsid w:val="00E36248"/>
    <w:rsid w:val="00E60C2D"/>
    <w:rsid w:val="00E6778A"/>
    <w:rsid w:val="00E70A56"/>
    <w:rsid w:val="00E95579"/>
    <w:rsid w:val="00EB0D57"/>
    <w:rsid w:val="00EB7989"/>
    <w:rsid w:val="00ED4437"/>
    <w:rsid w:val="00ED4499"/>
    <w:rsid w:val="00EE5C78"/>
    <w:rsid w:val="00F12452"/>
    <w:rsid w:val="00F15B0B"/>
    <w:rsid w:val="00F17C00"/>
    <w:rsid w:val="00F240E5"/>
    <w:rsid w:val="00F55298"/>
    <w:rsid w:val="00F57CA9"/>
    <w:rsid w:val="00F77A84"/>
    <w:rsid w:val="00F8118B"/>
    <w:rsid w:val="00F95E1C"/>
    <w:rsid w:val="00FC5D38"/>
    <w:rsid w:val="00FC63CC"/>
    <w:rsid w:val="00FC75FB"/>
    <w:rsid w:val="00FD14BE"/>
    <w:rsid w:val="00FD2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03B714"/>
  <w15:docId w15:val="{72DE4D28-9657-40F7-8E67-399F5BBF1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32C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32C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32C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32C0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32C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32C0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32C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32C0E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532C0E"/>
    <w:pPr>
      <w:ind w:firstLineChars="200" w:firstLine="420"/>
    </w:pPr>
  </w:style>
  <w:style w:type="table" w:styleId="a6">
    <w:name w:val="Table Grid"/>
    <w:basedOn w:val="a1"/>
    <w:uiPriority w:val="59"/>
    <w:rsid w:val="008C19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FD244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D244E"/>
    <w:rPr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7930D1"/>
    <w:rPr>
      <w:sz w:val="21"/>
      <w:szCs w:val="21"/>
    </w:rPr>
  </w:style>
  <w:style w:type="paragraph" w:styleId="a9">
    <w:name w:val="annotation text"/>
    <w:basedOn w:val="a"/>
    <w:link w:val="Char2"/>
    <w:uiPriority w:val="99"/>
    <w:semiHidden/>
    <w:unhideWhenUsed/>
    <w:rsid w:val="007930D1"/>
    <w:pPr>
      <w:jc w:val="left"/>
    </w:pPr>
  </w:style>
  <w:style w:type="character" w:customStyle="1" w:styleId="Char2">
    <w:name w:val="批注文字 Char"/>
    <w:basedOn w:val="a0"/>
    <w:link w:val="a9"/>
    <w:uiPriority w:val="99"/>
    <w:semiHidden/>
    <w:rsid w:val="007930D1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7930D1"/>
    <w:rPr>
      <w:b/>
      <w:bCs/>
    </w:rPr>
  </w:style>
  <w:style w:type="character" w:customStyle="1" w:styleId="Char3">
    <w:name w:val="批注主题 Char"/>
    <w:basedOn w:val="Char2"/>
    <w:link w:val="aa"/>
    <w:uiPriority w:val="99"/>
    <w:semiHidden/>
    <w:rsid w:val="007930D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microsoft.com/office/2011/relationships/commentsExtended" Target="commentsExtended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omments" Target="comments.xml"/><Relationship Id="rId36" Type="http://schemas.microsoft.com/office/2011/relationships/people" Target="peop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233</Words>
  <Characters>1331</Characters>
  <Application>Microsoft Office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Wfeng</dc:creator>
  <cp:keywords/>
  <dc:description/>
  <cp:lastModifiedBy>liuchao</cp:lastModifiedBy>
  <cp:revision>2</cp:revision>
  <dcterms:created xsi:type="dcterms:W3CDTF">2017-06-02T02:47:00Z</dcterms:created>
  <dcterms:modified xsi:type="dcterms:W3CDTF">2017-06-02T02:47:00Z</dcterms:modified>
</cp:coreProperties>
</file>